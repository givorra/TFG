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27.png" ContentType="image/png"/>
  <Override PartName="/word/media/image26.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76504509">
                <wp:simplePos x="0" y="0"/>
                <wp:positionH relativeFrom="page">
                  <wp:align>right</wp:align>
                </wp:positionH>
                <wp:positionV relativeFrom="paragraph">
                  <wp:posOffset>-899795</wp:posOffset>
                </wp:positionV>
                <wp:extent cx="7564755" cy="8161020"/>
                <wp:effectExtent l="0" t="0" r="5080" b="0"/>
                <wp:wrapNone/>
                <wp:docPr id="1" name="Cuadro de texto 3"/>
                <a:graphic xmlns:a="http://schemas.openxmlformats.org/drawingml/2006/main">
                  <a:graphicData uri="http://schemas.microsoft.com/office/word/2010/wordprocessingShape">
                    <wps:wsp>
                      <wps:cNvSpPr/>
                      <wps:spPr>
                        <a:xfrm>
                          <a:off x="0" y="0"/>
                          <a:ext cx="7563960" cy="816048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55pt;height:642.5pt;mso-position-horizontal-relative:page" wp14:anchorId="76504509">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06656A5F">
                <wp:simplePos x="0" y="0"/>
                <wp:positionH relativeFrom="page">
                  <wp:posOffset>-635</wp:posOffset>
                </wp:positionH>
                <wp:positionV relativeFrom="paragraph">
                  <wp:posOffset>160020</wp:posOffset>
                </wp:positionV>
                <wp:extent cx="7566660" cy="2526030"/>
                <wp:effectExtent l="0" t="0" r="22225" b="13970"/>
                <wp:wrapNone/>
                <wp:docPr id="5" name="Cuadro de texto 4"/>
                <a:graphic xmlns:a="http://schemas.openxmlformats.org/drawingml/2006/main">
                  <a:graphicData uri="http://schemas.microsoft.com/office/word/2010/wordprocessingShape">
                    <wps:wsp>
                      <wps:cNvSpPr/>
                      <wps:spPr>
                        <a:xfrm>
                          <a:off x="0" y="0"/>
                          <a:ext cx="7566120" cy="252540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rPr>
                              <w:t>Miguel Ángel Cazorla</w:t>
                            </w:r>
                          </w:p>
                          <w:p>
                            <w:pPr>
                              <w:pStyle w:val="Contenidodelmarco"/>
                              <w:spacing w:before="0" w:after="120"/>
                              <w:ind w:left="1134" w:hanging="0"/>
                              <w:rPr/>
                            </w:pPr>
                            <w:r>
                              <w:rPr>
                                <w:rFonts w:ascii="Helvetica" w:hAnsi="Helvetica"/>
                                <w:color w:val="FFFFFF" w:themeColor="background1"/>
                                <w:sz w:val="24"/>
                                <w:szCs w:val="24"/>
                              </w:rPr>
                              <w:t xml:space="preserve">Sergio Ramón </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7pt;height:198.8pt;mso-position-horizontal-relative:page" wp14:anchorId="06656A5F">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rPr>
                        <w:t>Miguel Ángel Cazorla</w:t>
                      </w:r>
                    </w:p>
                    <w:p>
                      <w:pPr>
                        <w:pStyle w:val="Contenidodelmarco"/>
                        <w:spacing w:before="0" w:after="120"/>
                        <w:ind w:left="1134" w:hanging="0"/>
                        <w:rPr/>
                      </w:pPr>
                      <w:r>
                        <w:rPr>
                          <w:rFonts w:ascii="Helvetica" w:hAnsi="Helvetica"/>
                          <w:color w:val="FFFFFF" w:themeColor="background1"/>
                          <w:sz w:val="24"/>
                          <w:szCs w:val="24"/>
                        </w:rPr>
                        <w:t xml:space="preserve">Sergio Ramón </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pPr>
      <w:r>
        <w:rPr>
          <w:rFonts w:ascii="Times New Roman" w:hAnsi="Times New Roman"/>
          <w:sz w:val="24"/>
          <w:szCs w:val="24"/>
          <w:shd w:fill="FFFFFF" w:val="clear"/>
        </w:rPr>
        <w:t>Este TFG consiste en una investigación y experimentación del cálculo de la dimensión fractal por medio del algoritmo de conteo de cajas, en inglés “Box Counting”, aplicado sobre nubes de puntos 3D.</w:t>
      </w:r>
    </w:p>
    <w:p>
      <w:pPr>
        <w:pStyle w:val="Cuerpodetexto"/>
        <w:rPr/>
      </w:pPr>
      <w:r>
        <w:rPr>
          <w:rFonts w:ascii="Times New Roman" w:hAnsi="Times New Roman"/>
          <w:sz w:val="24"/>
          <w:szCs w:val="24"/>
          <w:shd w:fill="FFFFFF" w:val="clear"/>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pPr>
      <w:r>
        <w:rPr>
          <w:rFonts w:ascii="Times New Roman" w:hAnsi="Times New Roman"/>
          <w:sz w:val="24"/>
          <w:szCs w:val="24"/>
          <w:shd w:fill="FFFFFF" w:val="clear"/>
        </w:rPr>
        <w:t>Para la experimentación se utilizan algunas formas cuya dimensión fractal es conocida y se pretende en este trabajo ajustar el algoritmo de tal manera que sea capaz de dar un resultado igual o muy aproximado a la dimensión real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fractal. </w:t>
      </w:r>
    </w:p>
    <w:p>
      <w:pPr>
        <w:pStyle w:val="Cuerpodetexto"/>
        <w:rPr/>
      </w:pPr>
      <w:r>
        <w:rPr>
          <w:rFonts w:ascii="Times New Roman" w:hAnsi="Times New Roman"/>
          <w:sz w:val="24"/>
          <w:szCs w:val="24"/>
          <w:shd w:fill="FFFFFF" w:val="clear"/>
        </w:rPr>
        <w:t xml:space="preserve">La geometría fractal es un campo </w:t>
      </w:r>
      <w:commentRangeStart w:id="0"/>
      <w:r>
        <w:rPr>
          <w:rFonts w:ascii="Times New Roman" w:hAnsi="Times New Roman"/>
          <w:sz w:val="24"/>
          <w:szCs w:val="24"/>
          <w:shd w:fill="FFFFFF" w:val="clear"/>
        </w:rPr>
        <w:t xml:space="preserve">relativamente </w:t>
      </w:r>
      <w:r>
        <w:rPr>
          <w:rFonts w:ascii="Times New Roman" w:hAnsi="Times New Roman"/>
          <w:sz w:val="24"/>
          <w:szCs w:val="24"/>
          <w:shd w:fill="FFFFFF" w:val="clear"/>
        </w:rPr>
      </w:r>
      <w:commentRangeEnd w:id="0"/>
      <w:r>
        <w:commentReference w:id="0"/>
      </w:r>
      <w:r>
        <w:rPr>
          <w:rFonts w:ascii="Times New Roman" w:hAnsi="Times New Roman"/>
          <w:sz w:val="24"/>
          <w:szCs w:val="24"/>
          <w:shd w:fill="FFFFFF" w:val="clear"/>
        </w:rPr>
        <w:t>joven y reciente de la ciencia y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pPr>
      <w:r>
        <w:rPr>
          <w:rFonts w:ascii="Times New Roman" w:hAnsi="Times New Roman"/>
          <w:sz w:val="24"/>
          <w:szCs w:val="24"/>
          <w:shd w:fill="FFFFFF" w:val="clear"/>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Á</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pPr>
      <w:r>
        <w:rPr>
          <w:rFonts w:ascii="Times New Roman" w:hAnsi="Times New Roman"/>
          <w:sz w:val="24"/>
          <w:szCs w:val="24"/>
          <w:shd w:fill="FFFFFF" w:val="clear"/>
        </w:rPr>
        <w:t>Red de neuronas (cerebro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shd w:fill="FFFFFF" w:val="clear"/>
        </w:rPr>
        <w:t>Vía láctea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commentReference w:id="1"/>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cálculo de geometría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experimentación sobre qué solución del algoritmo proporciona los mejores resultados.</w:t>
      </w:r>
    </w:p>
    <w:p>
      <w:pPr>
        <w:pStyle w:val="Cuerpodetexto"/>
        <w:numPr>
          <w:ilvl w:val="0"/>
          <w:numId w:val="7"/>
        </w:numPr>
        <w:rPr/>
      </w:pPr>
      <w:r>
        <w:rPr>
          <w:rFonts w:ascii="Times New Roman" w:hAnsi="Times New Roman"/>
          <w:sz w:val="24"/>
          <w:szCs w:val="24"/>
          <w:shd w:fill="FFFFFF" w:val="clear"/>
        </w:rPr>
        <w:t>Establecer las premisas a seguir para realizar este tipo de cálculos mediante las conclusiones obtenidas de la investigación y experimentaciones realizadas.</w:t>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dimensión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aplicaciones de la medida conocida como dimensión fractal serán detalladas más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qué significado tiene veámoslo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 xml:space="preserve">dimensión fractal </w:t>
      </w:r>
      <w:r>
        <w:rPr>
          <w:rFonts w:ascii="Times New Roman" w:hAnsi="Times New Roman"/>
          <w:sz w:val="24"/>
          <w:szCs w:val="24"/>
          <w:shd w:fill="FFFFFF" w:val="clear"/>
        </w:rPr>
        <w:t xml:space="preserve">es una medida que da cuenta de cuán </w:t>
      </w:r>
      <w:commentRangeStart w:id="2"/>
      <w:r>
        <w:rPr>
          <w:rFonts w:ascii="Times New Roman" w:hAnsi="Times New Roman"/>
          <w:sz w:val="24"/>
          <w:szCs w:val="24"/>
          <w:shd w:fill="FFFFFF" w:val="clear"/>
        </w:rPr>
        <w:t>completamente parece</w:t>
      </w:r>
      <w:r>
        <w:rPr>
          <w:rFonts w:ascii="Times New Roman" w:hAnsi="Times New Roman"/>
          <w:sz w:val="24"/>
          <w:szCs w:val="24"/>
          <w:shd w:fill="FFFFFF" w:val="clear"/>
        </w:rPr>
      </w:r>
      <w:commentRangeEnd w:id="2"/>
      <w:r>
        <w:commentReference w:id="2"/>
      </w:r>
      <w:r>
        <w:rPr>
          <w:rFonts w:ascii="Times New Roman" w:hAnsi="Times New Roman"/>
          <w:sz w:val="24"/>
          <w:szCs w:val="24"/>
          <w:shd w:fill="FFFFFF" w:val="clear"/>
        </w:rPr>
        <w:t xml:space="preserve"> llenar un objeto el espacio conforme se amplía el primero hacia escalas más y más finas.</w:t>
      </w:r>
    </w:p>
    <w:p>
      <w:pPr>
        <w:pStyle w:val="Cuerpodetexto"/>
        <w:rPr/>
      </w:pPr>
      <w:r>
        <w:rPr>
          <w:rFonts w:ascii="Times New Roman" w:hAnsi="Times New Roman"/>
          <w:sz w:val="24"/>
          <w:szCs w:val="24"/>
          <w:shd w:fill="FFFFFF" w:val="clear"/>
        </w:rPr>
        <w:t>Esta última definición sería perfecta cuando estamos hablando de objetos geométricos, pero si conseguimos abstraernos un poco más, nos damos cuenta de que infinidad de patrones de toda clase se pueden presentar como una forma geométrica, como por ejemplo, con gráficas de datos. De esta forma podríamos por ejemplo obtener la dimensión fractal de la curva del valor de las acciones en bolsa durante diferentes etapas y/o tendencias y poder hacer una comparativa para luego realizar predicciones. Podemos representar cualquier trayectoria transformándola en una figura 2D o 3D y medir su dimensión fractal,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increíblemente bien en diferentes campos de la ciencia.</w:t>
      </w:r>
    </w:p>
    <w:p>
      <w:pPr>
        <w:pStyle w:val="Cuerpodetexto"/>
        <w:rPr/>
      </w:pPr>
      <w:r>
        <w:rPr>
          <w:rFonts w:ascii="Times New Roman" w:hAnsi="Times New Roman"/>
          <w:sz w:val="24"/>
          <w:szCs w:val="24"/>
          <w:shd w:fill="FFFFFF" w:val="clear"/>
        </w:rPr>
        <w:t>En resumen, la dimensión fractal es una medida capaz de captar la esencia de un patrón repetitivo y que se ha demostrado que se basa en un enfoque que se asemeja increíblemente a la manera en la que la naturaleza se manifiesta en esta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Respecto a los pasos que se han seguido para el desarrollo de este trabajo:</w:t>
      </w:r>
    </w:p>
    <w:p>
      <w:pPr>
        <w:pStyle w:val="Cuerpodetexto"/>
        <w:rPr/>
      </w:pPr>
      <w:r>
        <w:rPr>
          <w:rFonts w:ascii="Times New Roman" w:hAnsi="Times New Roman"/>
          <w:sz w:val="24"/>
          <w:szCs w:val="24"/>
          <w:shd w:fill="FFFFFF" w:val="clear"/>
        </w:rPr>
        <w:t>En una primera fase se ha realizado un estudio sobre las técnicas disponibles para el cálculo de la dimensión fractal. De forma paralela, se ha buscado información sobre trabajos previos realizados sobre objetos representados como una nube de puntos para saber cuál es el punto de partida y las ideas que se han desarrollado previamente y de las que pudiéramos hacer uso.</w:t>
      </w:r>
    </w:p>
    <w:p>
      <w:pPr>
        <w:pStyle w:val="Cuerpodetexto"/>
        <w:rPr/>
      </w:pPr>
      <w:r>
        <w:rPr>
          <w:rFonts w:ascii="Times New Roman" w:hAnsi="Times New Roman"/>
          <w:sz w:val="24"/>
          <w:szCs w:val="24"/>
          <w:shd w:fill="FFFFFF" w:val="clear"/>
        </w:rPr>
        <w:t>Al no encontrar nada similar que pudiera servir de referencia, se ha optado por desarrollar el algoritmo Box Counting que, aunque no sea el más óptimo de todos a nivel de resultados, es el más extendido en todas las áreas debido a que es más sencillo de implementar a diferencia de otros, proporciona buenos resultados y es rápido, lo que nos va a permitir desarrollar una experimentación más fluida y poder abarcar más pruebas.</w:t>
      </w:r>
    </w:p>
    <w:p>
      <w:pPr>
        <w:pStyle w:val="Cuerpodetexto"/>
        <w:rPr/>
      </w:pPr>
      <w:r>
        <w:rPr>
          <w:rFonts w:ascii="Times New Roman" w:hAnsi="Times New Roman"/>
          <w:sz w:val="24"/>
          <w:szCs w:val="24"/>
          <w:shd w:fill="FFFFFF" w:val="clear"/>
        </w:rPr>
        <w:t>Una vez implementado el software necesario, se ha realizado una experimentación bastante extensa, aplicando el algoritmo sobre objetos con dimensión fractal conocida, analizando los resultados mediante gráficas, y comparando qué solución proporciona mejores resultados.</w:t>
      </w:r>
    </w:p>
    <w:p>
      <w:pPr>
        <w:pStyle w:val="Cuerpodetexto"/>
        <w:rPr/>
      </w:pPr>
      <w:r>
        <w:rPr>
          <w:rFonts w:ascii="Times New Roman" w:hAnsi="Times New Roman"/>
          <w:sz w:val="24"/>
          <w:szCs w:val="24"/>
          <w:shd w:fill="FFFFFF" w:val="clear"/>
        </w:rPr>
        <w:t>También se realizarán pruebas sobre familias de objetos cuya dimensión fractal exacta no es conocida pero se sabe que siguen una escala de rugosidad que debería verse reflejada por el resultado obtenido para cada uno de ellos.</w:t>
      </w:r>
    </w:p>
    <w:p>
      <w:pPr>
        <w:pStyle w:val="Cuerpodetexto"/>
        <w:rPr/>
      </w:pPr>
      <w:r>
        <w:rPr>
          <w:rFonts w:ascii="Times New Roman" w:hAnsi="Times New Roman"/>
          <w:sz w:val="24"/>
          <w:szCs w:val="24"/>
          <w:shd w:fill="FFFFFF" w:val="clear"/>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5.- Plataforma, recursos y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pPr>
      <w:r>
        <w:rPr>
          <w:rFonts w:ascii="Times New Roman" w:hAnsi="Times New Roman"/>
          <w:sz w:val="24"/>
          <w:szCs w:val="24"/>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sz w:val="24"/>
          <w:szCs w:val="24"/>
        </w:rPr>
      </w:pPr>
      <w:r>
        <w:rPr>
          <w:rFonts w:ascii="Times New Roman" w:hAnsi="Times New Roman"/>
          <w:b/>
          <w:bCs/>
          <w:sz w:val="24"/>
          <w:szCs w:val="24"/>
        </w:rPr>
        <w:t>Lenguaje de programación</w:t>
      </w:r>
    </w:p>
    <w:p>
      <w:pPr>
        <w:pStyle w:val="Contenidodelmarco"/>
        <w:rPr>
          <w:rFonts w:ascii="Times New Roman" w:hAnsi="Times New Roman"/>
          <w:sz w:val="24"/>
          <w:szCs w:val="24"/>
        </w:rPr>
      </w:pPr>
      <w:r>
        <w:rPr>
          <w:rFonts w:ascii="Times New Roman" w:hAnsi="Times New Roman"/>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pPr>
      <w:r>
        <w:rPr>
          <w:rFonts w:ascii="Times New Roman" w:hAnsi="Times New Roman"/>
          <w:sz w:val="24"/>
          <w:szCs w:val="24"/>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pPr>
      <w:r>
        <w:rPr>
          <w:rFonts w:ascii="Times New Roman" w:hAnsi="Times New Roman"/>
          <w:sz w:val="24"/>
          <w:szCs w:val="24"/>
        </w:rPr>
        <w:t>Esta librería dispone de varios módulos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sz w:val="24"/>
          <w:szCs w:val="24"/>
        </w:rPr>
        <w:t>(libpclKdtree):</w:t>
      </w:r>
      <w:r>
        <w:rPr>
          <w:rFonts w:ascii="Times New Roman" w:hAnsi="Times New Roman"/>
          <w:b/>
          <w:bCs/>
          <w:sz w:val="24"/>
          <w:szCs w:val="24"/>
        </w:rPr>
        <w:t xml:space="preserve"> </w:t>
      </w:r>
      <w:r>
        <w:rPr>
          <w:rFonts w:ascii="Times New Roman" w:hAnsi="Times New Roman"/>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sz w:val="24"/>
          <w:szCs w:val="24"/>
        </w:rPr>
        <w:t>(libpclsurface):</w:t>
      </w:r>
      <w:r>
        <w:rPr>
          <w:rFonts w:ascii="Times New Roman" w:hAnsi="Times New Roman"/>
          <w:b/>
          <w:bCs/>
          <w:sz w:val="24"/>
          <w:szCs w:val="24"/>
        </w:rPr>
        <w:t xml:space="preserve"> </w:t>
      </w:r>
      <w:r>
        <w:rPr>
          <w:rFonts w:ascii="Times New Roman" w:hAnsi="Times New Roman"/>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sz w:val="24"/>
          <w:szCs w:val="24"/>
          <w:shd w:fill="FFFF00" w:val="clear"/>
        </w:rPr>
      </w:pPr>
      <w:r>
        <w:rPr>
          <w:rFonts w:ascii="Times New Roman" w:hAnsi="Times New Roman"/>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sz w:val="24"/>
          <w:szCs w:val="24"/>
        </w:rPr>
      </w:pPr>
      <w:r>
        <w:rPr>
          <w:rFonts w:ascii="Times New Roman" w:hAnsi="Times New Roman"/>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rPr>
        <w:t>Gnuplot-iostream es una interfaz que permite que gnuplot sea controlado desde un programa en C++.</w:t>
      </w:r>
    </w:p>
    <w:p>
      <w:pPr>
        <w:pStyle w:val="Contenidodelmarco"/>
        <w:rPr/>
      </w:pPr>
      <w:r>
        <w:rPr>
          <w:rFonts w:ascii="Times New Roman" w:hAnsi="Times New Roman"/>
          <w:sz w:val="24"/>
          <w:szCs w:val="24"/>
        </w:rPr>
        <w:t>Esta herramienta ha sido la utilizada para representar los resultados del algoritmo implementado en una gráfica XY.</w:t>
      </w:r>
    </w:p>
    <w:p>
      <w:pPr>
        <w:pStyle w:val="Contenidodelmarc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6.- Algoritmo Box Counting</w:t>
      </w:r>
    </w:p>
    <w:p>
      <w:pPr>
        <w:pStyle w:val="Cuerpodetexto"/>
        <w:rPr/>
      </w:pPr>
      <w:r>
        <w:rPr>
          <w:rFonts w:ascii="Times New Roman" w:hAnsi="Times New Roman"/>
          <w:sz w:val="24"/>
          <w:szCs w:val="24"/>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pPr>
      <w:r>
        <w:rPr>
          <w:rFonts w:ascii="Times New Roman" w:hAnsi="Times New Roman"/>
          <w:sz w:val="24"/>
          <w:szCs w:val="24"/>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rPr>
        <w:t>Como su propio nombre indica, lo que realiza el algoritmo es un conteo de cajas. Es un algoritmo iterativo el cual realiza los siguientes pasos:</w:t>
      </w:r>
    </w:p>
    <w:p>
      <w:pPr>
        <w:pStyle w:val="Cuerpodetexto"/>
        <w:numPr>
          <w:ilvl w:val="0"/>
          <w:numId w:val="11"/>
        </w:numPr>
        <w:rPr/>
      </w:pPr>
      <w:r>
        <w:rPr>
          <w:rFonts w:ascii="Times New Roman" w:hAnsi="Times New Roman"/>
          <w:sz w:val="24"/>
          <w:szCs w:val="24"/>
        </w:rPr>
        <w:t>Calcula el rectángulo que recubre toda la curva o figura</w:t>
      </w:r>
    </w:p>
    <w:p>
      <w:pPr>
        <w:pStyle w:val="Cuerpodetexto"/>
        <w:numPr>
          <w:ilvl w:val="0"/>
          <w:numId w:val="11"/>
        </w:numPr>
        <w:rPr/>
      </w:pPr>
      <w:r>
        <w:rPr>
          <w:rFonts w:ascii="Times New Roman" w:hAnsi="Times New Roman"/>
          <w:sz w:val="24"/>
          <w:szCs w:val="24"/>
        </w:rPr>
        <w:t xml:space="preserve">Realiza una división del rectángulo en cajas o celdas del mismo tamaño </w:t>
      </w:r>
      <w:r>
        <w:rPr>
          <w:rFonts w:ascii="Times New Roman" w:hAnsi="Times New Roman"/>
          <w:i/>
          <w:iCs/>
          <w:sz w:val="24"/>
          <w:szCs w:val="24"/>
        </w:rPr>
        <w:t>t.</w:t>
      </w:r>
    </w:p>
    <w:p>
      <w:pPr>
        <w:pStyle w:val="Cuerpodetexto"/>
        <w:numPr>
          <w:ilvl w:val="0"/>
          <w:numId w:val="11"/>
        </w:numPr>
        <w:rPr>
          <w:rFonts w:ascii="Times New Roman" w:hAnsi="Times New Roman"/>
          <w:sz w:val="24"/>
          <w:szCs w:val="24"/>
        </w:rPr>
      </w:pPr>
      <w:r>
        <w:rPr>
          <w:rFonts w:ascii="Times New Roman" w:hAnsi="Times New Roman"/>
          <w:sz w:val="24"/>
          <w:szCs w:val="24"/>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rPr>
        <w:t>Se realiza la recta de regresión sobre los puntos (Log(x),Log(1/y))</w:t>
      </w:r>
    </w:p>
    <w:p>
      <w:pPr>
        <w:pStyle w:val="Cuerpodetexto"/>
        <w:numPr>
          <w:ilvl w:val="0"/>
          <w:numId w:val="11"/>
        </w:numPr>
        <w:rPr/>
      </w:pPr>
      <w:r>
        <w:rPr>
          <w:rFonts w:ascii="Times New Roman" w:hAnsi="Times New Roman"/>
          <w:sz w:val="24"/>
          <w:szCs w:val="24"/>
        </w:rPr>
        <w:t>La pendiente de la recta obtenida corresponde a la dimensión fractal del objeto</w:t>
      </w:r>
    </w:p>
    <w:p>
      <w:pPr>
        <w:pStyle w:val="Cuerpodetexto"/>
        <w:rPr>
          <w:rFonts w:ascii="Times New Roman" w:hAnsi="Times New Roman"/>
          <w:sz w:val="24"/>
          <w:szCs w:val="24"/>
        </w:rPr>
      </w:pPr>
      <w:r>
        <w:rPr>
          <w:rFonts w:ascii="Times New Roman" w:hAnsi="Times New Roman"/>
          <w:sz w:val="24"/>
          <w:szCs w:val="24"/>
        </w:rPr>
        <w:t>A continuación, se muestra un ejemplo de 3 iteraciones realizado sobre la curva de Koch:</w:t>
      </w:r>
    </w:p>
    <w:p>
      <w:pPr>
        <w:pStyle w:val="Cuerpodetexto"/>
        <w:rPr>
          <w:rFonts w:ascii="Times New Roman" w:hAnsi="Times New Roman"/>
          <w:sz w:val="24"/>
          <w:szCs w:val="24"/>
        </w:rPr>
      </w:pPr>
      <w:r>
        <w:rPr>
          <w:rFonts w:ascii="Times New Roman" w:hAnsi="Times New Roman"/>
          <w:sz w:val="24"/>
          <w:szCs w:val="24"/>
        </w:rPr>
        <w:t>Iteración n = 1, tamaño t = 1</w:t>
      </w:r>
    </w:p>
    <w:p>
      <w:pPr>
        <w:pStyle w:val="Cuerpodetexto"/>
        <w:jc w:val="center"/>
        <w:rPr>
          <w:rFonts w:ascii="Times New Roman" w:hAnsi="Times New Roman"/>
          <w:sz w:val="24"/>
          <w:szCs w:val="24"/>
        </w:rPr>
      </w:pPr>
      <w:r>
        <w:drawing>
          <wp:anchor behindDoc="0" distT="0" distB="0" distL="0" distR="0" simplePos="0" locked="0" layoutInCell="1" allowOverlap="1" relativeHeight="22">
            <wp:simplePos x="0" y="0"/>
            <wp:positionH relativeFrom="column">
              <wp:posOffset>367030</wp:posOffset>
            </wp:positionH>
            <wp:positionV relativeFrom="paragraph">
              <wp:posOffset>13335</wp:posOffset>
            </wp:positionV>
            <wp:extent cx="4752975" cy="1466850"/>
            <wp:effectExtent l="0" t="0" r="0" b="0"/>
            <wp:wrapTopAndBottom/>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18"/>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8 de 30 cajas contienen parte de la curva, obtenemos el punto (1, 18)</w:t>
      </w:r>
    </w:p>
    <w:p>
      <w:pPr>
        <w:pStyle w:val="Cuerpodetexto"/>
        <w:rPr>
          <w:rFonts w:ascii="Times New Roman" w:hAnsi="Times New Roman"/>
          <w:sz w:val="24"/>
          <w:szCs w:val="24"/>
        </w:rPr>
      </w:pPr>
      <w:r>
        <w:rPr>
          <w:rFonts w:ascii="Times New Roman" w:hAnsi="Times New Roman"/>
          <w:sz w:val="24"/>
          <w:szCs w:val="24"/>
        </w:rPr>
        <w:t>Iteración n = 2, tamaño t = 0.5</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posOffset>328295</wp:posOffset>
            </wp:positionH>
            <wp:positionV relativeFrom="paragraph">
              <wp:posOffset>114300</wp:posOffset>
            </wp:positionV>
            <wp:extent cx="4762500" cy="1476375"/>
            <wp:effectExtent l="0" t="0" r="0" b="0"/>
            <wp:wrapTopAndBottom/>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19"/>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pPr>
        <w:pStyle w:val="Cuerpodetexto"/>
        <w:rPr>
          <w:rFonts w:ascii="Times New Roman" w:hAnsi="Times New Roman"/>
          <w:sz w:val="24"/>
          <w:szCs w:val="24"/>
        </w:rPr>
      </w:pPr>
      <w:r>
        <w:rPr>
          <w:rFonts w:ascii="Times New Roman" w:hAnsi="Times New Roman"/>
          <w:sz w:val="24"/>
          <w:szCs w:val="24"/>
        </w:rPr>
        <w:t>Iteración n = 3, tamaño t = 0.25</w:t>
      </w:r>
    </w:p>
    <w:p>
      <w:pPr>
        <w:pStyle w:val="Cuerpodetexto"/>
        <w:jc w:val="center"/>
        <w:rPr>
          <w:rFonts w:ascii="Times New Roman" w:hAnsi="Times New Roman"/>
          <w:sz w:val="24"/>
          <w:szCs w:val="24"/>
        </w:rPr>
      </w:pPr>
      <w:r>
        <w:drawing>
          <wp:anchor behindDoc="0" distT="0" distB="0" distL="0" distR="0" simplePos="0" locked="0" layoutInCell="1" allowOverlap="1" relativeHeight="24">
            <wp:simplePos x="0" y="0"/>
            <wp:positionH relativeFrom="column">
              <wp:posOffset>287655</wp:posOffset>
            </wp:positionH>
            <wp:positionV relativeFrom="paragraph">
              <wp:posOffset>93980</wp:posOffset>
            </wp:positionV>
            <wp:extent cx="4772025" cy="1466850"/>
            <wp:effectExtent l="0" t="0" r="0" b="0"/>
            <wp:wrapTopAndBottom/>
            <wp:docPr id="2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descr=""/>
                    <pic:cNvPicPr>
                      <a:picLocks noChangeAspect="1" noChangeArrowheads="1"/>
                    </pic:cNvPicPr>
                  </pic:nvPicPr>
                  <pic:blipFill>
                    <a:blip r:embed="rId20"/>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05 de 480 cajas contienen parte de la curva, obtenemos el punto (0.25, 105)</w:t>
      </w:r>
      <w:r>
        <w:br w:type="page"/>
      </w:r>
    </w:p>
    <w:p>
      <w:pPr>
        <w:pStyle w:val="Encabezado1"/>
        <w:rPr>
          <w:rFonts w:ascii="Arial" w:hAnsi="Arial"/>
        </w:rPr>
      </w:pPr>
      <w:r>
        <w:rPr>
          <w:rFonts w:ascii="Arial" w:hAnsi="Arial"/>
        </w:rPr>
        <w:t>7.- Generador de fractales</w:t>
      </w:r>
    </w:p>
    <w:p>
      <w:pPr>
        <w:pStyle w:val="Cuerpodetexto"/>
        <w:rPr/>
      </w:pPr>
      <w:r>
        <w:rPr>
          <w:rFonts w:ascii="Times New Roman" w:hAnsi="Times New Roman"/>
          <w:sz w:val="24"/>
          <w:szCs w:val="24"/>
        </w:rPr>
        <w:t>Para poder realizar el estudio aplicando el algoritmo box counting,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rPr>
        <w:t>Las figuras generadas estarán representadas como nubes de puntos, las cuales representan cada uno de los vértices de la figura, en formato PLY.</w:t>
      </w:r>
    </w:p>
    <w:p>
      <w:pPr>
        <w:pStyle w:val="Cuerpodetexto"/>
        <w:rPr>
          <w:rFonts w:ascii="Times New Roman" w:hAnsi="Times New Roman"/>
          <w:b/>
          <w:b/>
          <w:bCs/>
          <w:sz w:val="24"/>
          <w:szCs w:val="24"/>
        </w:rPr>
      </w:pPr>
      <w:r>
        <w:rPr>
          <w:rFonts w:ascii="Times New Roman" w:hAnsi="Times New Roman"/>
          <w:b/>
          <w:bCs/>
          <w:sz w:val="24"/>
          <w:szCs w:val="24"/>
        </w:rPr>
        <w:t>Tetraedro de Sierpinsky</w:t>
      </w:r>
    </w:p>
    <w:p>
      <w:pPr>
        <w:pStyle w:val="Cuerpodetexto"/>
        <w:rPr/>
      </w:pPr>
      <w:r>
        <w:rPr>
          <w:rFonts w:ascii="Times New Roman" w:hAnsi="Times New Roman"/>
          <w:sz w:val="24"/>
          <w:szCs w:val="24"/>
        </w:rPr>
        <w:t>El tetraedro de Sierpinsky es la versión 3D del triángulo de Sierpinsky, una de las figuras fractales más conocidas. Se ha generado de la forma más sencilla y rápida computacionalmente siguiendo el siguiente algoritmo iterativo:</w:t>
      </w:r>
    </w:p>
    <w:p>
      <w:pPr>
        <w:pStyle w:val="Cuerpodetexto"/>
        <w:numPr>
          <w:ilvl w:val="0"/>
          <w:numId w:val="10"/>
        </w:numPr>
        <w:rPr/>
      </w:pPr>
      <w:r>
        <w:rPr>
          <w:rFonts w:ascii="Times New Roman" w:hAnsi="Times New Roman"/>
          <w:sz w:val="24"/>
          <w:szCs w:val="24"/>
        </w:rPr>
        <w:t>Partimos de un tetraedro equilátero de lado l = 100 representado por sus 4 vértices.</w:t>
      </w:r>
    </w:p>
    <w:p>
      <w:pPr>
        <w:pStyle w:val="Cuerpodetexto"/>
        <w:numPr>
          <w:ilvl w:val="0"/>
          <w:numId w:val="10"/>
        </w:numPr>
        <w:rPr>
          <w:rFonts w:ascii="Times New Roman" w:hAnsi="Times New Roman"/>
          <w:sz w:val="24"/>
          <w:szCs w:val="24"/>
        </w:rPr>
      </w:pPr>
      <w:r>
        <w:rPr>
          <w:rFonts w:ascii="Times New Roman" w:hAnsi="Times New Roman"/>
          <w:sz w:val="24"/>
          <w:szCs w:val="24"/>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rPr>
        <w:t>Se dividen entre 2 las coordenadas de todos los puntos para mantener la escala inicial (en todas las iteraciones el tetraedro tendrá l = 100.</w:t>
      </w:r>
    </w:p>
    <w:p>
      <w:pPr>
        <w:pStyle w:val="Cuerpodetexto"/>
        <w:numPr>
          <w:ilvl w:val="0"/>
          <w:numId w:val="10"/>
        </w:numPr>
        <w:rPr>
          <w:rFonts w:ascii="Times New Roman" w:hAnsi="Times New Roman"/>
          <w:sz w:val="24"/>
          <w:szCs w:val="24"/>
        </w:rPr>
      </w:pPr>
      <w:r>
        <w:rPr>
          <w:rFonts w:ascii="Times New Roman" w:hAnsi="Times New Roman"/>
          <w:sz w:val="24"/>
          <w:szCs w:val="24"/>
        </w:rPr>
        <w:t>Se comienza en el punto 1 hasta realizar todas las iteraciones que se deseen realizar.</w:t>
      </w:r>
    </w:p>
    <w:p>
      <w:pPr>
        <w:pStyle w:val="Cuerpodetexto"/>
        <w:rPr/>
      </w:pPr>
      <w:r>
        <w:rPr>
          <w:rFonts w:ascii="Times New Roman" w:hAnsi="Times New Roman"/>
          <w:sz w:val="24"/>
          <w:szCs w:val="24"/>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rFonts w:ascii="Times New Roman" w:hAnsi="Times New Roman"/>
          <w:sz w:val="24"/>
          <w:szCs w:val="24"/>
        </w:rPr>
      </w:pPr>
      <w:r>
        <w:rPr/>
        <w:drawing>
          <wp:inline distT="0" distB="0" distL="0" distR="0">
            <wp:extent cx="3260725" cy="3570605"/>
            <wp:effectExtent l="0" t="0" r="0" b="0"/>
            <wp:docPr id="2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
                    <pic:cNvPicPr>
                      <a:picLocks noChangeAspect="1" noChangeArrowheads="1"/>
                    </pic:cNvPicPr>
                  </pic:nvPicPr>
                  <pic:blipFill>
                    <a:blip r:embed="rId21"/>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rPr>
        <w:t>A medida que aumentan las iteraciones utilizadas, más fácilmente puede diferenciarse la forma solamente visualizando los vértices.</w:t>
      </w:r>
    </w:p>
    <w:p>
      <w:pPr>
        <w:pStyle w:val="Contenidodelmarco"/>
        <w:jc w:val="center"/>
        <w:rPr>
          <w:rFonts w:ascii="Times New Roman" w:hAnsi="Times New Roman"/>
          <w:sz w:val="24"/>
          <w:szCs w:val="24"/>
        </w:rPr>
      </w:pPr>
      <w:r>
        <w:rPr/>
        <w:drawing>
          <wp:inline distT="0" distB="0" distL="0" distR="0">
            <wp:extent cx="1975485" cy="1941195"/>
            <wp:effectExtent l="0" t="0" r="0" b="0"/>
            <wp:docPr id="2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5" descr=""/>
                    <pic:cNvPicPr>
                      <a:picLocks noChangeAspect="1" noChangeArrowheads="1"/>
                    </pic:cNvPicPr>
                  </pic:nvPicPr>
                  <pic:blipFill>
                    <a:blip r:embed="rId22"/>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log(4)/log(2) = 2</w:t>
      </w:r>
    </w:p>
    <w:p>
      <w:pPr>
        <w:pStyle w:val="Contenidodelmarco"/>
        <w:rPr>
          <w:rFonts w:ascii="Times New Roman" w:hAnsi="Times New Roman"/>
          <w:b/>
          <w:b/>
          <w:bCs/>
          <w:sz w:val="24"/>
          <w:szCs w:val="24"/>
        </w:rPr>
      </w:pPr>
      <w:r>
        <w:rPr>
          <w:rFonts w:ascii="Times New Roman" w:hAnsi="Times New Roman"/>
          <w:b/>
          <w:bCs/>
          <w:sz w:val="24"/>
          <w:szCs w:val="24"/>
        </w:rPr>
        <w:t>Piramide de Sierpinsky</w:t>
      </w:r>
    </w:p>
    <w:p>
      <w:pPr>
        <w:pStyle w:val="Contenidodelmarco"/>
        <w:rPr/>
      </w:pPr>
      <w:r>
        <w:rPr>
          <w:rFonts w:ascii="Times New Roman" w:hAnsi="Times New Roman"/>
          <w:sz w:val="24"/>
          <w:szCs w:val="24"/>
        </w:rPr>
        <w:t>La pirámide de Sierpinsky es una variante del tetraedro, pero en lugar de partir de un tetraedro equilátero, se parte de una pirámide. La generación se realiza siguiendo los mismos pasos descritos para el tetraedro.</w:t>
      </w:r>
    </w:p>
    <w:p>
      <w:pPr>
        <w:pStyle w:val="Contenidodelmarco"/>
        <w:rPr>
          <w:rFonts w:ascii="Times New Roman" w:hAnsi="Times New Roman"/>
          <w:sz w:val="24"/>
          <w:szCs w:val="24"/>
        </w:rPr>
      </w:pPr>
      <w:r>
        <w:rPr>
          <w:rFonts w:ascii="Times New Roman" w:hAnsi="Times New Roman"/>
          <w:sz w:val="24"/>
          <w:szCs w:val="24"/>
        </w:rPr>
        <w:t>Iteración 5</w:t>
      </w:r>
    </w:p>
    <w:p>
      <w:pPr>
        <w:pStyle w:val="Contenidodelmarco"/>
        <w:rPr>
          <w:rFonts w:ascii="Times New Roman" w:hAnsi="Times New Roman"/>
          <w:sz w:val="24"/>
          <w:szCs w:val="24"/>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514600" cy="2857500"/>
            <wp:effectExtent l="0" t="0" r="0" b="0"/>
            <wp:wrapTopAndBottom/>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3"/>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rPr>
        <w:t>I</w:t>
      </w:r>
      <w:r>
        <w:rPr>
          <w:rFonts w:ascii="Times New Roman" w:hAnsi="Times New Roman"/>
          <w:sz w:val="24"/>
          <w:szCs w:val="24"/>
        </w:rPr>
        <w:t>teración 5 solo puntos</w:t>
      </w:r>
    </w:p>
    <w:p>
      <w:pPr>
        <w:pStyle w:val="Contenidodelmarco"/>
        <w:jc w:val="center"/>
        <w:rPr>
          <w:rFonts w:ascii="Times New Roman" w:hAnsi="Times New Roman"/>
          <w:sz w:val="24"/>
          <w:szCs w:val="24"/>
        </w:rPr>
      </w:pPr>
      <w:r>
        <w:rPr/>
        <w:drawing>
          <wp:inline distT="0" distB="0" distL="0" distR="0">
            <wp:extent cx="2524125" cy="1924050"/>
            <wp:effectExtent l="0" t="0" r="0" b="0"/>
            <wp:docPr id="2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3" descr=""/>
                    <pic:cNvPicPr>
                      <a:picLocks noChangeAspect="1" noChangeArrowheads="1"/>
                    </pic:cNvPicPr>
                  </pic:nvPicPr>
                  <pic:blipFill>
                    <a:blip r:embed="rId24"/>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pPr>
      <w:r>
        <w:rPr>
          <w:rFonts w:ascii="Times New Roman" w:hAnsi="Times New Roman"/>
          <w:sz w:val="24"/>
          <w:szCs w:val="24"/>
        </w:rPr>
        <w:t>D = log(5)/log(2) = 2.3219</w:t>
      </w:r>
    </w:p>
    <w:p>
      <w:pPr>
        <w:pStyle w:val="Contenidodelmarco"/>
        <w:rPr/>
      </w:pPr>
      <w:ins w:id="0" w:author="Gacel " w:date="2017-05-25T22:05:00Z">
        <w:r>
          <w:rPr>
            <w:rFonts w:ascii="Times New Roman" w:hAnsi="Times New Roman"/>
            <w:b/>
            <w:bCs/>
            <w:sz w:val="24"/>
            <w:szCs w:val="24"/>
          </w:rPr>
          <w:t>Terrenos rugosos</w:t>
        </w:r>
      </w:ins>
    </w:p>
    <w:p>
      <w:pPr>
        <w:pStyle w:val="Contenidodelmarco"/>
        <w:rPr/>
      </w:pPr>
      <w:ins w:id="1" w:author="Gacel " w:date="2017-05-25T22:05:00Z">
        <w:r>
          <w:rPr>
            <w:rFonts w:ascii="Times New Roman" w:hAnsi="Times New Roman"/>
            <w:b w:val="false"/>
            <w:bCs w:val="false"/>
            <w:sz w:val="24"/>
            <w:szCs w:val="24"/>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ins>
    </w:p>
    <w:p>
      <w:pPr>
        <w:pStyle w:val="Contenidodelmarco"/>
        <w:rPr>
          <w:rFonts w:ascii="Times New Roman" w:hAnsi="Times New Roman"/>
          <w:b w:val="false"/>
          <w:b w:val="false"/>
          <w:bCs w:val="false"/>
          <w:sz w:val="24"/>
          <w:szCs w:val="24"/>
        </w:rPr>
      </w:pPr>
      <w:ins w:id="2" w:author="Gacel " w:date="2017-05-25T22:05:00Z">
        <w:r>
          <w:rPr>
            <w:rFonts w:ascii="Times New Roman" w:hAnsi="Times New Roman"/>
            <w:b w:val="false"/>
            <w:bCs w:val="false"/>
            <w:sz w:val="24"/>
            <w:szCs w:val="24"/>
          </w:rPr>
        </w:r>
      </w:ins>
    </w:p>
    <w:p>
      <w:pPr>
        <w:pStyle w:val="Contenidodelmarco"/>
        <w:rPr>
          <w:rFonts w:ascii="Times New Roman" w:hAnsi="Times New Roman"/>
          <w:b w:val="false"/>
          <w:b w:val="false"/>
          <w:bCs w:val="false"/>
          <w:sz w:val="24"/>
          <w:szCs w:val="24"/>
        </w:rPr>
      </w:pPr>
      <w:ins w:id="3" w:author="Gacel " w:date="2017-05-25T22:05:00Z">
        <w:r>
          <w:rPr>
            <w:rFonts w:ascii="Times New Roman" w:hAnsi="Times New Roman"/>
            <w:b w:val="false"/>
            <w:bCs w:val="false"/>
            <w:sz w:val="24"/>
            <w:szCs w:val="24"/>
          </w:rPr>
        </w:r>
      </w:ins>
    </w:p>
    <w:p>
      <w:pPr>
        <w:pStyle w:val="Contenidodelmarco"/>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2414905"/>
            <wp:effectExtent l="0" t="0" r="0" b="0"/>
            <wp:wrapTopAndBottom/>
            <wp:docPr id="2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align>center</wp:align>
            </wp:positionH>
            <wp:positionV relativeFrom="paragraph">
              <wp:posOffset>3021330</wp:posOffset>
            </wp:positionV>
            <wp:extent cx="5400040" cy="2414905"/>
            <wp:effectExtent l="0" t="0" r="0" b="0"/>
            <wp:wrapTopAndBottom/>
            <wp:docPr id="2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9" descr=""/>
                    <pic:cNvPicPr>
                      <a:picLocks noChangeAspect="1" noChangeArrowheads="1"/>
                    </pic:cNvPicPr>
                  </pic:nvPicPr>
                  <pic:blipFill>
                    <a:blip r:embed="rId26"/>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2">
            <wp:simplePos x="0" y="0"/>
            <wp:positionH relativeFrom="column">
              <wp:align>center</wp:align>
            </wp:positionH>
            <wp:positionV relativeFrom="paragraph">
              <wp:posOffset>5833110</wp:posOffset>
            </wp:positionV>
            <wp:extent cx="5400040" cy="2414905"/>
            <wp:effectExtent l="0" t="0" r="0" b="0"/>
            <wp:wrapTopAndBottom/>
            <wp:docPr id="2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8" descr=""/>
                    <pic:cNvPicPr>
                      <a:picLocks noChangeAspect="1" noChangeArrowheads="1"/>
                    </pic:cNvPicPr>
                  </pic:nvPicPr>
                  <pic:blipFill>
                    <a:blip r:embed="rId27"/>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t>8.- Experimentación</w:t>
      </w:r>
    </w:p>
    <w:p>
      <w:pPr>
        <w:pStyle w:val="Cuerpodetexto"/>
        <w:rPr>
          <w:rFonts w:ascii="Times New Roman" w:hAnsi="Times New Roman"/>
          <w:b/>
          <w:b/>
          <w:bCs/>
          <w:sz w:val="24"/>
          <w:szCs w:val="24"/>
        </w:rPr>
      </w:pPr>
      <w:r>
        <w:rPr>
          <w:rFonts w:ascii="Times New Roman" w:hAnsi="Times New Roman"/>
          <w:b/>
          <w:bCs/>
          <w:sz w:val="24"/>
          <w:szCs w:val="24"/>
        </w:rPr>
        <w:t>Primeros pasos</w:t>
      </w:r>
    </w:p>
    <w:p>
      <w:pPr>
        <w:pStyle w:val="Cuerpodetexto"/>
        <w:rPr/>
      </w:pPr>
      <w:r>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28">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29">
        <w:r>
          <w:rPr>
            <w:rStyle w:val="EnlacedeInternet"/>
            <w:rFonts w:ascii="Times New Roman" w:hAnsi="Times New Roman"/>
            <w:sz w:val="24"/>
            <w:szCs w:val="24"/>
            <w:shd w:fill="FFFFFF" w:val="clear"/>
          </w:rPr>
          <w:t>https://es.wikipedia.org/wiki/Fractal</w:t>
        </w:r>
      </w:hyperlink>
    </w:p>
    <w:p>
      <w:pPr>
        <w:pStyle w:val="Cuerpodetexto"/>
        <w:rPr/>
      </w:pPr>
      <w:hyperlink r:id="rId30">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31">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32">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33">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rPr>
        <w:t>Imagenes:</w:t>
      </w:r>
    </w:p>
    <w:p>
      <w:pPr>
        <w:pStyle w:val="Cuerpodetexto"/>
        <w:rPr/>
      </w:pPr>
      <w:hyperlink r:id="rId34">
        <w:r>
          <w:rPr>
            <w:rStyle w:val="EnlacedeInternet"/>
            <w:rFonts w:ascii="Times New Roman" w:hAnsi="Times New Roman"/>
            <w:sz w:val="24"/>
            <w:szCs w:val="24"/>
            <w:u w:val="none"/>
            <w:shd w:fill="FFFFFF" w:val="clear"/>
          </w:rPr>
          <w:t>http://es.gizmodo.com/diez-bellisimos-ejemplos-de-fractales-en-la-naturaleza-1677114869</w:t>
        </w:r>
      </w:hyperlink>
    </w:p>
    <w:p>
      <w:pPr>
        <w:pStyle w:val="Cuerpodetexto"/>
        <w:rPr/>
      </w:pPr>
      <w:hyperlink r:id="rId35">
        <w:r>
          <w:rPr>
            <w:rStyle w:val="EnlacedeInternet"/>
            <w:rFonts w:ascii="Times New Roman" w:hAnsi="Times New Roman"/>
            <w:sz w:val="24"/>
            <w:szCs w:val="24"/>
            <w:u w:val="none"/>
            <w:shd w:fill="FFFFFF" w:val="clear"/>
          </w:rPr>
          <w:t>http://paulbourke.net/fractals/gasket/</w:t>
        </w:r>
      </w:hyperlink>
    </w:p>
    <w:p>
      <w:pPr>
        <w:pStyle w:val="Cuerpodetexto"/>
        <w:rPr/>
      </w:pPr>
      <w:r>
        <w:rPr>
          <w:rStyle w:val="EnlacedeInternet"/>
          <w:rFonts w:ascii="Times New Roman" w:hAnsi="Times New Roman"/>
          <w:color w:val="000000"/>
          <w:sz w:val="24"/>
          <w:szCs w:val="24"/>
          <w:u w:val="none"/>
          <w:shd w:fill="FFFFFF" w:val="clear"/>
        </w:rPr>
        <w:t>Box counting:</w:t>
      </w:r>
    </w:p>
    <w:p>
      <w:pPr>
        <w:pStyle w:val="Cuerpodetexto"/>
        <w:rPr/>
      </w:pPr>
      <w:r>
        <w:rPr>
          <w:rStyle w:val="EnlacedeInternet"/>
          <w:rFonts w:ascii="Times New Roman" w:hAnsi="Times New Roman"/>
          <w:sz w:val="24"/>
          <w:szCs w:val="24"/>
          <w:u w:val="none"/>
          <w:shd w:fill="FFFFFF" w:val="clear"/>
        </w:rPr>
        <w:t>http://www.wahl.org/fe/HTML_version/link/FE4W/c4.htm</w:t>
      </w:r>
      <w:r>
        <w:br w:type="page"/>
      </w:r>
    </w:p>
    <w:p>
      <w:pPr>
        <w:pStyle w:val="Normal"/>
        <w:rPr>
          <w:shd w:fill="FFFFFF" w:val="clear"/>
        </w:rPr>
      </w:pPr>
      <w:r>
        <w:rPr>
          <w:shd w:fill="FFFFFF" w:val="clear"/>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36"/>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3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descr=""/>
                    <pic:cNvPicPr>
                      <a:picLocks noChangeAspect="1" noChangeArrowheads="1"/>
                    </pic:cNvPicPr>
                  </pic:nvPicPr>
                  <pic:blipFill>
                    <a:blip r:embed="rId37"/>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guel" w:date="2017-05-24T08:29:00Z" w:initials="m">
    <w:p>
      <w:r>
        <w:rPr>
          <w:rFonts w:ascii="Liberation Serif" w:hAnsi="Liberation Serif" w:eastAsia="DejaVu Sans" w:cs="DejaVu Sans"/>
          <w:color w:val="00000A"/>
          <w:sz w:val="24"/>
          <w:szCs w:val="24"/>
          <w:lang w:val="en-US" w:eastAsia="en-US" w:bidi="en-US"/>
        </w:rPr>
        <w:t>Es joven? Sergio creo que puede dar una contestación a esto</w:t>
      </w:r>
    </w:p>
  </w:comment>
  <w:comment w:id="1" w:author="miguel" w:date="2017-05-24T08:32:00Z" w:initials="m">
    <w:p>
      <w:r>
        <w:rPr>
          <w:rFonts w:ascii="Liberation Serif" w:hAnsi="Liberation Serif" w:eastAsia="DejaVu Sans" w:cs="DejaVu Sans"/>
          <w:color w:val="00000A"/>
          <w:sz w:val="24"/>
          <w:szCs w:val="24"/>
          <w:lang w:val="en-US" w:eastAsia="en-US" w:bidi="en-US"/>
        </w:rPr>
        <w:t>Yo mencionaría algunas aplicaciones donde se usa la dimensión fractal. Otra vez, Sergio creo que puede darte más información</w:t>
      </w:r>
    </w:p>
  </w:comment>
  <w:comment w:id="2" w:author="miguel" w:date="2017-05-24T08:44:00Z" w:initials="m">
    <w:p>
      <w:r>
        <w:rPr>
          <w:rFonts w:ascii="Liberation Serif" w:hAnsi="Liberation Serif" w:eastAsia="DejaVu Sans" w:cs="DejaVu Sans"/>
          <w:color w:val="00000A"/>
          <w:sz w:val="24"/>
          <w:szCs w:val="24"/>
          <w:lang w:val="en-US" w:eastAsia="en-US" w:bidi="en-US"/>
        </w:rPr>
        <w:t>No me suena bien. Dale una vuelta a la frase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rFonts w:ascii="Calibri" w:hAnsi="Calibri" w:eastAsia="Calibri" w:cs="" w:asciiTheme="minorHAnsi" w:cstheme="minorBidi" w:eastAsiaTheme="minorHAnsi" w:hAnsiTheme="minorHAnsi"/>
      <w:color w:val="00000A"/>
      <w:sz w:val="22"/>
      <w:szCs w:val="22"/>
      <w:lang w:val="es-ES" w:eastAsia="en-US" w:bidi="ar-SA"/>
    </w:rPr>
  </w:style>
  <w:style w:type="paragraph" w:styleId="Encabezado2" w:customStyle="1">
    <w:name w:val="Encabezado 2"/>
    <w:basedOn w:val="Encabezado"/>
    <w:qFormat/>
    <w:pPr>
      <w:widowControl w:val="false"/>
      <w:bidi w:val="0"/>
      <w:jc w:val="left"/>
    </w:pPr>
    <w:rPr>
      <w:rFonts w:ascii="Calibri" w:hAnsi="Calibri" w:eastAsia="Calibri" w:cs="" w:asciiTheme="minorHAnsi" w:cstheme="minorBidi" w:eastAsiaTheme="minorHAnsi" w:hAnsiTheme="minorHAnsi"/>
      <w:color w:val="00000A"/>
      <w:sz w:val="22"/>
      <w:szCs w:val="22"/>
      <w:lang w:val="es-ES" w:eastAsia="en-US" w:bidi="ar-SA"/>
    </w:rPr>
  </w:style>
  <w:style w:type="paragraph" w:styleId="Encabezado3" w:customStyle="1">
    <w:name w:val="Encabezado 3"/>
    <w:basedOn w:val="Encabezado"/>
    <w:qFormat/>
    <w:pPr>
      <w:widowControl w:val="false"/>
      <w:bidi w:val="0"/>
      <w:jc w:val="left"/>
    </w:pPr>
    <w:rPr>
      <w:rFonts w:ascii="Calibri" w:hAnsi="Calibri" w:eastAsia="Calibri" w:cs="" w:asciiTheme="minorHAnsi" w:cstheme="minorBidi" w:eastAsiaTheme="minorHAnsi" w:hAnsiTheme="minorHAnsi"/>
      <w:color w:val="00000A"/>
      <w:sz w:val="22"/>
      <w:szCs w:val="22"/>
      <w:lang w:val="es-ES" w:eastAsia="en-US" w:bidi="ar-SA"/>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customStyle="1">
    <w:name w:val="Enlace de Internet"/>
    <w:qFormat/>
    <w:rPr>
      <w:color w:val="000080"/>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name w:val="ListLabel 21"/>
    <w:qFormat/>
    <w:rPr>
      <w:rFonts w:cs="Symbol"/>
      <w:b/>
      <w:sz w:val="24"/>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Symbol"/>
      <w:b/>
      <w:sz w:val="24"/>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Symbol"/>
      <w:b/>
      <w:sz w:val="24"/>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Symbol"/>
      <w:b/>
      <w:sz w:val="24"/>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Symbol"/>
      <w:b/>
      <w:sz w:val="24"/>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Symbol"/>
      <w:b/>
      <w:sz w:val="24"/>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Symbol"/>
      <w:b/>
      <w:sz w:val="24"/>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Symbol"/>
      <w:b/>
      <w:sz w:val="24"/>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Symbol"/>
      <w:b/>
      <w:sz w:val="24"/>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Symbol"/>
      <w:b/>
      <w:sz w:val="24"/>
    </w:rPr>
  </w:style>
  <w:style w:type="character" w:styleId="ListLabel49">
    <w:name w:val="ListLabel 49"/>
    <w:qFormat/>
    <w:rPr>
      <w:rFonts w:cs="Symbol"/>
      <w:b/>
      <w:sz w:val="24"/>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Symbol"/>
      <w:b/>
      <w:sz w:val="24"/>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Symbol"/>
      <w:b/>
      <w:sz w:val="24"/>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Symbol"/>
      <w:sz w:val="24"/>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Symbol"/>
      <w:sz w:val="24"/>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Symbol"/>
      <w:b/>
      <w:sz w:val="24"/>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Symbol"/>
      <w:b/>
      <w:sz w:val="24"/>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Symbol"/>
      <w:b/>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ascii="Times New Roman" w:hAnsi="Times New Roman" w:cs="Symbol"/>
      <w:b/>
      <w:sz w:val="24"/>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Symbol"/>
      <w:b/>
      <w:sz w:val="24"/>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Symbol"/>
      <w:b/>
      <w:sz w:val="24"/>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ascii="Times New Roman" w:hAnsi="Times New Roman" w:cs="Symbol"/>
      <w:b/>
      <w:sz w:val="24"/>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Symbol"/>
      <w:b/>
      <w:sz w:val="24"/>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Symbol"/>
      <w:b/>
      <w:sz w:val="24"/>
    </w:rPr>
  </w:style>
  <w:style w:type="character" w:styleId="ListLabel92">
    <w:name w:val="ListLabel 92"/>
    <w:qFormat/>
    <w:rPr>
      <w:rFonts w:cs="OpenSymbol"/>
    </w:rPr>
  </w:style>
  <w:style w:type="character" w:styleId="ListLabel93">
    <w:name w:val="ListLabel 93"/>
    <w:qFormat/>
    <w:rPr>
      <w:rFonts w:cs="OpenSymbol"/>
    </w:rPr>
  </w:style>
  <w:style w:type="character" w:styleId="InternetLink">
    <w:name w:val="Internet Link"/>
    <w:qFormat/>
    <w:rPr>
      <w:color w:val="000080"/>
      <w:u w:val="single"/>
      <w:lang w:val="zxx" w:eastAsia="zxx" w:bidi="zxx"/>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www.dma.fi.upm.es/recursos/aplicaciones/geometria_fractal/proyectos/movimiento_browniano/geometriafractal.htm" TargetMode="External"/><Relationship Id="rId29" Type="http://schemas.openxmlformats.org/officeDocument/2006/relationships/hyperlink" Target="https://es.wikipedia.org/wiki/Fractal" TargetMode="External"/><Relationship Id="rId30" Type="http://schemas.openxmlformats.org/officeDocument/2006/relationships/hyperlink" Target="http://casanchi.com/mat/03_gfractal01.pdf" TargetMode="External"/><Relationship Id="rId31" Type="http://schemas.openxmlformats.org/officeDocument/2006/relationships/hyperlink" Target="http://eprints.uanl.mx/377/1/1020114994.PDF" TargetMode="External"/><Relationship Id="rId32" Type="http://schemas.openxmlformats.org/officeDocument/2006/relationships/hyperlink" Target="http://catarina.udlap.mx/u_dl_a/tales/documentos/lme/ojeda_s_r/capitulo4.pdf" TargetMode="External"/><Relationship Id="rId33" Type="http://schemas.openxmlformats.org/officeDocument/2006/relationships/hyperlink" Target="http://www.dma.ulpgc.es/profesores/personal/aph/ficheros/resolver/ficheros/fractales.pdf" TargetMode="External"/><Relationship Id="rId34" Type="http://schemas.openxmlformats.org/officeDocument/2006/relationships/hyperlink" Target="http://es.gizmodo.com/diez-bellisimos-ejemplos-de-fractales-en-la-naturaleza-1677114869" TargetMode="External"/><Relationship Id="rId35" Type="http://schemas.openxmlformats.org/officeDocument/2006/relationships/hyperlink" Target="http://paulbourke.net/fractals/gasket/" TargetMode="External"/><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omments" Target="comments.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Application>LibreOffice/4.4.3.2$Linux_X86_64 LibreOffice_project/40m0$Build-2</Application>
  <Paragraphs>199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2017-05-25T22:06:10Z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